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545D" w:rsidRDefault="0015095F" w:rsidP="008C545D">
      <w:pPr>
        <w:ind w:hanging="567"/>
      </w:pPr>
      <w:r>
        <w:tab/>
      </w:r>
      <w:r>
        <w:tab/>
      </w:r>
      <w:r>
        <w:tab/>
      </w:r>
      <w:r>
        <w:tab/>
      </w:r>
      <w:r>
        <w:tab/>
      </w:r>
      <w:r w:rsidR="008C545D">
        <w:t>Домашняя страница</w:t>
      </w:r>
    </w:p>
    <w:p w:rsidR="00046DC0" w:rsidRPr="00046DC0" w:rsidRDefault="00046DC0" w:rsidP="008C545D">
      <w:pPr>
        <w:ind w:hanging="567"/>
      </w:pPr>
      <w:r>
        <w:t>Секция 1</w:t>
      </w:r>
    </w:p>
    <w:p w:rsidR="00046DC0" w:rsidRDefault="00046DC0">
      <w:r w:rsidRPr="00B512E5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-395094</wp:posOffset>
            </wp:positionH>
            <wp:positionV relativeFrom="paragraph">
              <wp:posOffset>220172</wp:posOffset>
            </wp:positionV>
            <wp:extent cx="5940425" cy="2659380"/>
            <wp:effectExtent l="0" t="0" r="3175" b="762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2E5" w:rsidRDefault="00B512E5"/>
    <w:p w:rsidR="00B512E5" w:rsidRPr="00B512E5" w:rsidRDefault="00B512E5" w:rsidP="00B512E5"/>
    <w:p w:rsidR="00B512E5" w:rsidRPr="00B512E5" w:rsidRDefault="00B512E5" w:rsidP="00B512E5"/>
    <w:p w:rsidR="00B512E5" w:rsidRPr="00B512E5" w:rsidRDefault="00B512E5" w:rsidP="00B512E5"/>
    <w:p w:rsidR="00B512E5" w:rsidRPr="00B512E5" w:rsidRDefault="00B512E5" w:rsidP="00B512E5"/>
    <w:p w:rsidR="00B512E5" w:rsidRPr="00B512E5" w:rsidRDefault="00B512E5" w:rsidP="00B512E5"/>
    <w:p w:rsidR="00B512E5" w:rsidRPr="00B512E5" w:rsidRDefault="00B512E5" w:rsidP="00B512E5"/>
    <w:p w:rsidR="00B512E5" w:rsidRPr="00B512E5" w:rsidRDefault="00B512E5" w:rsidP="00B512E5"/>
    <w:p w:rsidR="00B512E5" w:rsidRPr="00B512E5" w:rsidRDefault="00B512E5" w:rsidP="00B512E5"/>
    <w:p w:rsidR="00B512E5" w:rsidRPr="00B512E5" w:rsidRDefault="00B512E5" w:rsidP="00B512E5">
      <w:r w:rsidRPr="00B512E5"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-358140</wp:posOffset>
            </wp:positionH>
            <wp:positionV relativeFrom="paragraph">
              <wp:posOffset>287655</wp:posOffset>
            </wp:positionV>
            <wp:extent cx="815340" cy="204470"/>
            <wp:effectExtent l="0" t="0" r="3810" b="508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512E5" w:rsidRDefault="00B512E5" w:rsidP="00B512E5">
      <w:pPr>
        <w:ind w:left="-567"/>
      </w:pPr>
      <w:r w:rsidRPr="00B512E5"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-357984</wp:posOffset>
            </wp:positionH>
            <wp:positionV relativeFrom="paragraph">
              <wp:posOffset>252095</wp:posOffset>
            </wp:positionV>
            <wp:extent cx="2546985" cy="163195"/>
            <wp:effectExtent l="0" t="0" r="5715" b="825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985" cy="163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- просто логотип (не ссылка)</w:t>
      </w:r>
    </w:p>
    <w:p w:rsidR="00B512E5" w:rsidRDefault="00B512E5" w:rsidP="00B512E5">
      <w:pPr>
        <w:ind w:left="-567"/>
      </w:pPr>
      <w:r w:rsidRPr="00B512E5"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-357827</wp:posOffset>
            </wp:positionH>
            <wp:positionV relativeFrom="paragraph">
              <wp:posOffset>198120</wp:posOffset>
            </wp:positionV>
            <wp:extent cx="502920" cy="278765"/>
            <wp:effectExtent l="0" t="0" r="0" b="6985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- все кликабельно, но не рабочее</w:t>
      </w:r>
    </w:p>
    <w:p w:rsidR="004A19DA" w:rsidRDefault="00B512E5" w:rsidP="00B512E5">
      <w:pPr>
        <w:ind w:left="-567"/>
      </w:pPr>
      <w:r>
        <w:t xml:space="preserve">- при нажатии кнопки </w:t>
      </w:r>
      <w:r w:rsidRPr="00B512E5">
        <w:t>“</w:t>
      </w:r>
      <w:r>
        <w:t>Войти</w:t>
      </w:r>
      <w:r w:rsidRPr="00B512E5">
        <w:t>”</w:t>
      </w:r>
      <w:r w:rsidR="004A19DA">
        <w:t xml:space="preserve"> на этой же странице по центру появиться окошко с входом, которое будет иметь вид:</w:t>
      </w:r>
    </w:p>
    <w:p w:rsidR="00961723" w:rsidRPr="00961723" w:rsidRDefault="00B512E5" w:rsidP="00B512E5">
      <w:pPr>
        <w:ind w:left="-567"/>
      </w:pPr>
      <w:r>
        <w:tab/>
      </w:r>
      <w:r w:rsidR="004A19DA">
        <w:t xml:space="preserve">1) Вверху окна написано </w:t>
      </w:r>
      <w:r w:rsidR="004A19DA" w:rsidRPr="004A19DA">
        <w:t>“</w:t>
      </w:r>
      <w:r w:rsidR="00464B58">
        <w:t>Вход</w:t>
      </w:r>
      <w:r w:rsidR="004A19DA" w:rsidRPr="004A19DA">
        <w:t>”</w:t>
      </w:r>
      <w:r w:rsidR="00961723" w:rsidRPr="00961723">
        <w:t xml:space="preserve"> </w:t>
      </w:r>
      <w:r w:rsidR="00961723">
        <w:t>и справа будет крестик для выхода назад</w:t>
      </w:r>
    </w:p>
    <w:p w:rsidR="004A19DA" w:rsidRDefault="004A19DA" w:rsidP="00B512E5">
      <w:pPr>
        <w:ind w:left="-567"/>
      </w:pPr>
      <w:r>
        <w:tab/>
      </w:r>
      <w:r w:rsidRPr="004A19DA">
        <w:t xml:space="preserve">2) </w:t>
      </w:r>
      <w:r>
        <w:t xml:space="preserve">Далее идет </w:t>
      </w:r>
      <w:r w:rsidR="00961723">
        <w:t>форма с полями:</w:t>
      </w:r>
    </w:p>
    <w:p w:rsidR="00961723" w:rsidRPr="00CC3F9B" w:rsidRDefault="00961723" w:rsidP="00B512E5">
      <w:pPr>
        <w:ind w:left="-567"/>
      </w:pPr>
      <w:r>
        <w:tab/>
      </w:r>
      <w:r>
        <w:tab/>
        <w:t>-</w:t>
      </w:r>
      <w:r w:rsidRPr="00CC3F9B">
        <w:t>“</w:t>
      </w:r>
      <w:r>
        <w:t>Ваша почта</w:t>
      </w:r>
      <w:r w:rsidRPr="00CC3F9B">
        <w:t>”</w:t>
      </w:r>
    </w:p>
    <w:p w:rsidR="00961723" w:rsidRPr="00CC3F9B" w:rsidRDefault="00961723" w:rsidP="00B512E5">
      <w:pPr>
        <w:ind w:left="-567"/>
      </w:pPr>
      <w:r w:rsidRPr="00CC3F9B">
        <w:tab/>
      </w:r>
      <w:r w:rsidRPr="00CC3F9B">
        <w:tab/>
      </w:r>
      <w:r>
        <w:t>-</w:t>
      </w:r>
      <w:r w:rsidRPr="00CC3F9B">
        <w:t>“</w:t>
      </w:r>
      <w:r>
        <w:t>Ваш пароль</w:t>
      </w:r>
      <w:r w:rsidRPr="00CC3F9B">
        <w:t>”</w:t>
      </w:r>
    </w:p>
    <w:p w:rsidR="00B50A20" w:rsidRPr="00961723" w:rsidRDefault="00B50A20" w:rsidP="00B512E5">
      <w:pPr>
        <w:ind w:left="-567"/>
      </w:pPr>
      <w:r>
        <w:tab/>
        <w:t xml:space="preserve">3) Далее кнопка </w:t>
      </w:r>
      <w:r w:rsidRPr="00961723">
        <w:t>“</w:t>
      </w:r>
      <w:r>
        <w:t>Войти</w:t>
      </w:r>
      <w:r w:rsidRPr="00961723">
        <w:t>”</w:t>
      </w:r>
    </w:p>
    <w:p w:rsidR="00B50A20" w:rsidRDefault="00B50A20" w:rsidP="00B512E5">
      <w:pPr>
        <w:ind w:left="-567"/>
      </w:pPr>
      <w:r w:rsidRPr="00961723">
        <w:tab/>
      </w:r>
      <w:r w:rsidR="00464B58">
        <w:t>4)</w:t>
      </w:r>
      <w:r w:rsidR="00464B58" w:rsidRPr="00464B58">
        <w:t xml:space="preserve"> </w:t>
      </w:r>
      <w:r w:rsidR="00464B58">
        <w:t>Ниже</w:t>
      </w:r>
      <w:r>
        <w:t xml:space="preserve"> будет располагаться кнопка</w:t>
      </w:r>
      <w:ins w:id="0" w:author="Saimon 911" w:date="2025-01-12T20:17:00Z">
        <w:r>
          <w:t xml:space="preserve"> </w:t>
        </w:r>
      </w:ins>
      <w:del w:id="1" w:author="Saimon 911" w:date="2025-01-12T20:17:00Z">
        <w:r w:rsidDel="00B50A20">
          <w:delText xml:space="preserve"> </w:delText>
        </w:r>
      </w:del>
      <w:ins w:id="2" w:author="Saimon 911" w:date="2025-01-12T20:17:00Z">
        <w:r w:rsidRPr="00B50A20">
          <w:rPr>
            <w:rPrChange w:id="3" w:author="Saimon 911" w:date="2025-01-12T20:17:00Z">
              <w:rPr>
                <w:lang w:val="en-US"/>
              </w:rPr>
            </w:rPrChange>
          </w:rPr>
          <w:t>“</w:t>
        </w:r>
        <w:r>
          <w:t>Регистрац</w:t>
        </w:r>
      </w:ins>
      <w:ins w:id="4" w:author="Saimon 911" w:date="2025-01-12T20:18:00Z">
        <w:r>
          <w:t>ия</w:t>
        </w:r>
      </w:ins>
      <w:ins w:id="5" w:author="Saimon 911" w:date="2025-01-12T20:17:00Z">
        <w:r w:rsidRPr="00B50A20">
          <w:rPr>
            <w:rPrChange w:id="6" w:author="Saimon 911" w:date="2025-01-12T20:17:00Z">
              <w:rPr>
                <w:lang w:val="en-US"/>
              </w:rPr>
            </w:rPrChange>
          </w:rPr>
          <w:t>”</w:t>
        </w:r>
      </w:ins>
      <w:r>
        <w:t xml:space="preserve"> </w:t>
      </w:r>
    </w:p>
    <w:p w:rsidR="00961723" w:rsidRPr="00961723" w:rsidRDefault="00B50A20" w:rsidP="00961723">
      <w:pPr>
        <w:ind w:left="-567"/>
      </w:pPr>
      <w:r>
        <w:t xml:space="preserve">При нажатии на кнопку </w:t>
      </w:r>
      <w:r w:rsidRPr="00961723">
        <w:t>“</w:t>
      </w:r>
      <w:r>
        <w:t>Регистрация</w:t>
      </w:r>
      <w:r w:rsidRPr="00961723">
        <w:t>”</w:t>
      </w:r>
      <w:r w:rsidR="00961723" w:rsidRPr="00961723">
        <w:t xml:space="preserve"> </w:t>
      </w:r>
      <w:r w:rsidR="00961723">
        <w:t>будет происходить следующее:</w:t>
      </w:r>
      <w:r w:rsidR="00961723">
        <w:br/>
      </w:r>
      <w:r w:rsidR="00961723">
        <w:tab/>
        <w:t xml:space="preserve">1) Вверху окна написано </w:t>
      </w:r>
      <w:r w:rsidR="00961723" w:rsidRPr="004A19DA">
        <w:t>“</w:t>
      </w:r>
      <w:r w:rsidR="00961723">
        <w:t xml:space="preserve">Регистрация </w:t>
      </w:r>
      <w:r w:rsidR="00961723" w:rsidRPr="004A19DA">
        <w:t>”</w:t>
      </w:r>
      <w:r w:rsidR="00961723" w:rsidRPr="00961723">
        <w:t xml:space="preserve"> </w:t>
      </w:r>
      <w:r w:rsidR="00961723">
        <w:t>и справа будет крестик для выхода назад</w:t>
      </w:r>
    </w:p>
    <w:p w:rsidR="00961723" w:rsidRDefault="00961723" w:rsidP="00961723">
      <w:pPr>
        <w:ind w:left="-567"/>
      </w:pPr>
      <w:r>
        <w:tab/>
      </w:r>
      <w:r w:rsidRPr="004A19DA">
        <w:t xml:space="preserve">2) </w:t>
      </w:r>
      <w:r>
        <w:t>Далее идет форма с полями:</w:t>
      </w:r>
    </w:p>
    <w:p w:rsidR="00961723" w:rsidRDefault="00961723" w:rsidP="00961723">
      <w:pPr>
        <w:ind w:left="-567"/>
        <w:rPr>
          <w:lang w:val="en-US"/>
        </w:rPr>
      </w:pPr>
      <w:r>
        <w:tab/>
      </w:r>
      <w:r>
        <w:tab/>
        <w:t>-</w:t>
      </w:r>
      <w:r>
        <w:rPr>
          <w:lang w:val="en-US"/>
        </w:rPr>
        <w:t>“</w:t>
      </w:r>
      <w:r>
        <w:t>Ваша почта</w:t>
      </w:r>
      <w:r>
        <w:rPr>
          <w:lang w:val="en-US"/>
        </w:rPr>
        <w:t>”</w:t>
      </w:r>
    </w:p>
    <w:p w:rsidR="00961723" w:rsidRDefault="00961723" w:rsidP="00961723">
      <w:pPr>
        <w:ind w:left="-567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t>-</w:t>
      </w:r>
      <w:r>
        <w:rPr>
          <w:lang w:val="en-US"/>
        </w:rPr>
        <w:t>“</w:t>
      </w:r>
      <w:r>
        <w:t>Ваше имя</w:t>
      </w:r>
      <w:r>
        <w:rPr>
          <w:lang w:val="en-US"/>
        </w:rPr>
        <w:t>”</w:t>
      </w:r>
    </w:p>
    <w:p w:rsidR="00106ACC" w:rsidRPr="00106ACC" w:rsidRDefault="00106ACC" w:rsidP="00961723">
      <w:pPr>
        <w:ind w:left="-567"/>
      </w:pPr>
      <w:r>
        <w:rPr>
          <w:lang w:val="en-US"/>
        </w:rPr>
        <w:tab/>
      </w:r>
      <w:r>
        <w:rPr>
          <w:lang w:val="en-US"/>
        </w:rPr>
        <w:tab/>
      </w:r>
      <w:r w:rsidRPr="00106ACC">
        <w:t>-“</w:t>
      </w:r>
      <w:r>
        <w:t>Дата рождения в дд.</w:t>
      </w:r>
      <w:proofErr w:type="gramStart"/>
      <w:r>
        <w:t>мм.гггг</w:t>
      </w:r>
      <w:proofErr w:type="gramEnd"/>
      <w:r w:rsidRPr="00106ACC">
        <w:t>”</w:t>
      </w:r>
    </w:p>
    <w:p w:rsidR="00961723" w:rsidRPr="00106ACC" w:rsidRDefault="00961723" w:rsidP="00961723">
      <w:pPr>
        <w:ind w:left="-567"/>
      </w:pPr>
      <w:r w:rsidRPr="00106ACC">
        <w:tab/>
      </w:r>
      <w:r w:rsidRPr="00106ACC">
        <w:tab/>
      </w:r>
      <w:r>
        <w:t>-</w:t>
      </w:r>
      <w:r w:rsidRPr="00106ACC">
        <w:t>“</w:t>
      </w:r>
      <w:r>
        <w:t>Придумайте пароль</w:t>
      </w:r>
      <w:r w:rsidRPr="00106ACC">
        <w:t>”</w:t>
      </w:r>
    </w:p>
    <w:p w:rsidR="00106ACC" w:rsidRPr="00106ACC" w:rsidRDefault="00961723" w:rsidP="00961723">
      <w:pPr>
        <w:ind w:left="-567"/>
      </w:pPr>
      <w:r w:rsidRPr="00106ACC">
        <w:tab/>
      </w:r>
      <w:r w:rsidRPr="00106ACC">
        <w:tab/>
      </w:r>
      <w:r>
        <w:t>-</w:t>
      </w:r>
      <w:r w:rsidRPr="00106ACC">
        <w:t>“</w:t>
      </w:r>
      <w:r>
        <w:t>Повторите пароль</w:t>
      </w:r>
      <w:r w:rsidRPr="00106ACC">
        <w:t>”</w:t>
      </w:r>
    </w:p>
    <w:p w:rsidR="00961723" w:rsidRPr="00961723" w:rsidRDefault="00961723" w:rsidP="00961723">
      <w:pPr>
        <w:ind w:left="-567"/>
      </w:pPr>
      <w:r>
        <w:tab/>
        <w:t xml:space="preserve">3) Далее кнопка </w:t>
      </w:r>
      <w:r w:rsidRPr="00961723">
        <w:t>“</w:t>
      </w:r>
      <w:r>
        <w:t>Войти</w:t>
      </w:r>
      <w:r w:rsidRPr="00961723">
        <w:t>”</w:t>
      </w:r>
    </w:p>
    <w:p w:rsidR="008C545D" w:rsidRDefault="00961723" w:rsidP="00961723">
      <w:pPr>
        <w:ind w:left="-567"/>
      </w:pPr>
      <w:r w:rsidRPr="00961723">
        <w:tab/>
      </w:r>
      <w:r w:rsidR="00464B58">
        <w:t>При регистрации мы в сессию не заходим, надо повторно зайти</w:t>
      </w:r>
      <w:bookmarkStart w:id="7" w:name="_GoBack"/>
      <w:bookmarkEnd w:id="7"/>
    </w:p>
    <w:p w:rsidR="008C545D" w:rsidRDefault="008C545D" w:rsidP="00961723">
      <w:pPr>
        <w:ind w:left="-567"/>
      </w:pPr>
      <w:r w:rsidRPr="008C545D">
        <w:rPr>
          <w:noProof/>
          <w:lang w:eastAsia="ru-RU"/>
        </w:rPr>
        <w:drawing>
          <wp:inline distT="0" distB="0" distL="0" distR="0" wp14:anchorId="4DC1419E" wp14:editId="16946022">
            <wp:extent cx="6300470" cy="288290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45D" w:rsidRDefault="008C545D" w:rsidP="00961723">
      <w:pPr>
        <w:ind w:left="-567"/>
      </w:pPr>
      <w:r>
        <w:t>Вся шапка позиционирована фиксированно</w:t>
      </w:r>
    </w:p>
    <w:p w:rsidR="00F35792" w:rsidRDefault="00F35792" w:rsidP="00961723">
      <w:pPr>
        <w:ind w:left="-567"/>
      </w:pPr>
    </w:p>
    <w:p w:rsidR="00F35792" w:rsidRDefault="00F35792" w:rsidP="00961723">
      <w:pPr>
        <w:ind w:left="-567"/>
      </w:pPr>
    </w:p>
    <w:p w:rsidR="00F35792" w:rsidRDefault="00F35792" w:rsidP="00961723">
      <w:pPr>
        <w:ind w:left="-567"/>
      </w:pPr>
      <w:r w:rsidRPr="00F35792">
        <w:rPr>
          <w:noProof/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-399135</wp:posOffset>
            </wp:positionH>
            <wp:positionV relativeFrom="paragraph">
              <wp:posOffset>0</wp:posOffset>
            </wp:positionV>
            <wp:extent cx="6300470" cy="1637030"/>
            <wp:effectExtent l="0" t="0" r="508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6ACC" w:rsidRPr="00CC3F9B" w:rsidRDefault="00106ACC" w:rsidP="00961723">
      <w:pPr>
        <w:ind w:left="-567"/>
      </w:pPr>
    </w:p>
    <w:p w:rsidR="00046DC0" w:rsidRDefault="00046DC0" w:rsidP="00B512E5">
      <w:pPr>
        <w:ind w:left="-567"/>
      </w:pPr>
    </w:p>
    <w:p w:rsidR="00046DC0" w:rsidRDefault="00046DC0" w:rsidP="00B512E5">
      <w:pPr>
        <w:ind w:left="-567"/>
      </w:pPr>
    </w:p>
    <w:p w:rsidR="00046DC0" w:rsidRDefault="00046DC0" w:rsidP="00B512E5">
      <w:pPr>
        <w:ind w:left="-567"/>
      </w:pPr>
    </w:p>
    <w:p w:rsidR="00046DC0" w:rsidRDefault="00046DC0" w:rsidP="00B512E5">
      <w:pPr>
        <w:ind w:left="-567"/>
      </w:pPr>
    </w:p>
    <w:p w:rsidR="00745FE5" w:rsidRDefault="00D34288" w:rsidP="00B512E5">
      <w:pPr>
        <w:ind w:left="-567"/>
      </w:pPr>
      <w:r>
        <w:t>Желтая кнопка тут – якорь на секцию 3. Кнопка функция кликабельная, но не рабочая.</w:t>
      </w:r>
    </w:p>
    <w:p w:rsidR="00745FE5" w:rsidRDefault="00745FE5" w:rsidP="00B512E5">
      <w:pPr>
        <w:ind w:left="-567"/>
      </w:pPr>
    </w:p>
    <w:p w:rsidR="00046DC0" w:rsidRDefault="00046DC0" w:rsidP="00B512E5">
      <w:pPr>
        <w:ind w:left="-567"/>
      </w:pPr>
      <w:r w:rsidRPr="00046DC0"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-428031</wp:posOffset>
            </wp:positionH>
            <wp:positionV relativeFrom="paragraph">
              <wp:posOffset>347295</wp:posOffset>
            </wp:positionV>
            <wp:extent cx="6300470" cy="2033270"/>
            <wp:effectExtent l="0" t="0" r="5080" b="508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Секция 2</w:t>
      </w:r>
    </w:p>
    <w:p w:rsidR="00B50A20" w:rsidRDefault="00B50A20" w:rsidP="00B512E5">
      <w:pPr>
        <w:ind w:left="-567"/>
      </w:pPr>
      <w:del w:id="8" w:author="Saimon 911" w:date="2025-01-12T20:16:00Z">
        <w:r w:rsidRPr="00B50A20" w:rsidDel="00B50A20">
          <w:delText>“</w:delText>
        </w:r>
        <w:r w:rsidDel="00B50A20">
          <w:rPr>
            <w:lang w:val="en-US"/>
          </w:rPr>
          <w:delText>Htub</w:delText>
        </w:r>
        <w:r w:rsidRPr="00B50A20" w:rsidDel="00B50A20">
          <w:delText>”</w:delText>
        </w:r>
      </w:del>
    </w:p>
    <w:p w:rsidR="00046DC0" w:rsidRDefault="00046DC0" w:rsidP="00B512E5">
      <w:pPr>
        <w:ind w:left="-567"/>
      </w:pPr>
    </w:p>
    <w:p w:rsidR="00046DC0" w:rsidRDefault="00046DC0" w:rsidP="00B512E5">
      <w:pPr>
        <w:ind w:left="-567"/>
      </w:pPr>
    </w:p>
    <w:p w:rsidR="00046DC0" w:rsidRDefault="00046DC0" w:rsidP="00B512E5">
      <w:pPr>
        <w:ind w:left="-567"/>
      </w:pPr>
    </w:p>
    <w:p w:rsidR="00046DC0" w:rsidRDefault="00046DC0" w:rsidP="00B512E5">
      <w:pPr>
        <w:ind w:left="-567"/>
      </w:pPr>
    </w:p>
    <w:p w:rsidR="00046DC0" w:rsidRDefault="00046DC0" w:rsidP="00B512E5">
      <w:pPr>
        <w:ind w:left="-567"/>
      </w:pPr>
    </w:p>
    <w:p w:rsidR="00046DC0" w:rsidRDefault="00046DC0" w:rsidP="00B512E5">
      <w:pPr>
        <w:ind w:left="-567"/>
      </w:pPr>
    </w:p>
    <w:p w:rsidR="00046DC0" w:rsidRDefault="00046DC0" w:rsidP="00B512E5">
      <w:pPr>
        <w:ind w:left="-567"/>
      </w:pPr>
    </w:p>
    <w:p w:rsidR="00046DC0" w:rsidRDefault="00046DC0" w:rsidP="00B512E5">
      <w:pPr>
        <w:ind w:left="-567"/>
      </w:pPr>
    </w:p>
    <w:p w:rsidR="00046DC0" w:rsidRDefault="00F35792" w:rsidP="00B512E5">
      <w:pPr>
        <w:ind w:left="-567"/>
      </w:pPr>
      <w:r w:rsidRPr="00F35792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-429392</wp:posOffset>
            </wp:positionH>
            <wp:positionV relativeFrom="paragraph">
              <wp:posOffset>257942</wp:posOffset>
            </wp:positionV>
            <wp:extent cx="6300470" cy="2575560"/>
            <wp:effectExtent l="0" t="0" r="508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Секция 3</w:t>
      </w:r>
      <w:r>
        <w:br/>
      </w:r>
    </w:p>
    <w:p w:rsidR="00046DC0" w:rsidRDefault="00046DC0" w:rsidP="00B512E5">
      <w:pPr>
        <w:ind w:left="-567"/>
      </w:pPr>
    </w:p>
    <w:p w:rsidR="00046DC0" w:rsidRDefault="00046DC0" w:rsidP="00B512E5">
      <w:pPr>
        <w:ind w:left="-567"/>
      </w:pPr>
    </w:p>
    <w:p w:rsidR="00046DC0" w:rsidRDefault="00046DC0" w:rsidP="00B512E5">
      <w:pPr>
        <w:ind w:left="-567"/>
      </w:pPr>
    </w:p>
    <w:p w:rsidR="00046DC0" w:rsidRDefault="00046DC0" w:rsidP="00B512E5">
      <w:pPr>
        <w:ind w:left="-567"/>
      </w:pPr>
    </w:p>
    <w:p w:rsidR="00F35792" w:rsidRDefault="00F35792" w:rsidP="00B512E5">
      <w:pPr>
        <w:ind w:left="-567"/>
      </w:pPr>
    </w:p>
    <w:p w:rsidR="00F35792" w:rsidRDefault="00F35792" w:rsidP="00B512E5">
      <w:pPr>
        <w:ind w:left="-567"/>
      </w:pPr>
    </w:p>
    <w:p w:rsidR="00F35792" w:rsidRDefault="00F35792" w:rsidP="00B512E5">
      <w:pPr>
        <w:ind w:left="-567"/>
      </w:pPr>
    </w:p>
    <w:p w:rsidR="00F35792" w:rsidRDefault="00F35792" w:rsidP="00B512E5">
      <w:pPr>
        <w:ind w:left="-567"/>
      </w:pPr>
    </w:p>
    <w:p w:rsidR="00F35792" w:rsidRDefault="00F35792" w:rsidP="00B512E5">
      <w:pPr>
        <w:ind w:left="-567"/>
      </w:pPr>
      <w:r w:rsidRPr="00F35792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-357505</wp:posOffset>
            </wp:positionH>
            <wp:positionV relativeFrom="paragraph">
              <wp:posOffset>192116</wp:posOffset>
            </wp:positionV>
            <wp:extent cx="1143160" cy="381053"/>
            <wp:effectExtent l="0" t="0" r="0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5792" w:rsidRDefault="008C545D" w:rsidP="00B512E5">
      <w:pPr>
        <w:ind w:left="-567"/>
      </w:pPr>
      <w:r>
        <w:t>- кликабельная</w:t>
      </w:r>
      <w:r w:rsidR="00F35792">
        <w:t xml:space="preserve">, но не </w:t>
      </w:r>
      <w:r>
        <w:t>рабочая</w:t>
      </w:r>
    </w:p>
    <w:p w:rsidR="00F35792" w:rsidRDefault="00F35792" w:rsidP="00B512E5">
      <w:pPr>
        <w:ind w:left="-567"/>
      </w:pPr>
      <w:r w:rsidRPr="00F35792"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-357505</wp:posOffset>
            </wp:positionH>
            <wp:positionV relativeFrom="paragraph">
              <wp:posOffset>214630</wp:posOffset>
            </wp:positionV>
            <wp:extent cx="1057423" cy="342948"/>
            <wp:effectExtent l="0" t="0" r="9525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5792" w:rsidRDefault="008C545D" w:rsidP="00B512E5">
      <w:pPr>
        <w:ind w:left="-567"/>
      </w:pPr>
      <w:r>
        <w:t>- кликабельная, но не рабочая</w:t>
      </w:r>
    </w:p>
    <w:p w:rsidR="00F35792" w:rsidRDefault="00F35792" w:rsidP="00B512E5">
      <w:pPr>
        <w:ind w:left="-567"/>
      </w:pPr>
    </w:p>
    <w:p w:rsidR="00F35792" w:rsidRDefault="00F35792" w:rsidP="00B512E5">
      <w:pPr>
        <w:ind w:left="-567"/>
      </w:pPr>
      <w:r>
        <w:t>При нажатии на картинку с фильмом или сериалом, происходит редирект на соответствующую страницу</w:t>
      </w:r>
    </w:p>
    <w:p w:rsidR="00F35792" w:rsidRDefault="00F35792" w:rsidP="00B512E5">
      <w:pPr>
        <w:ind w:left="-567"/>
      </w:pPr>
      <w:r>
        <w:t>Справа от ленты фильмов и сериалов есть стрелка для перемотки ленты (эта стрелка появляется при наведении на конец ленты)</w:t>
      </w:r>
    </w:p>
    <w:p w:rsidR="008C545D" w:rsidRDefault="008C545D" w:rsidP="00B512E5">
      <w:pPr>
        <w:ind w:left="-567"/>
      </w:pPr>
    </w:p>
    <w:p w:rsidR="008C545D" w:rsidRDefault="008C545D" w:rsidP="00B512E5">
      <w:pPr>
        <w:ind w:left="-567"/>
      </w:pPr>
      <w:r w:rsidRPr="008C545D">
        <w:rPr>
          <w:noProof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-369784</wp:posOffset>
            </wp:positionH>
            <wp:positionV relativeFrom="paragraph">
              <wp:posOffset>317344</wp:posOffset>
            </wp:positionV>
            <wp:extent cx="6300470" cy="2031365"/>
            <wp:effectExtent l="0" t="0" r="5080" b="6985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Секция 4</w:t>
      </w:r>
    </w:p>
    <w:p w:rsidR="008C545D" w:rsidRDefault="008C545D" w:rsidP="00B512E5">
      <w:pPr>
        <w:ind w:left="-567"/>
      </w:pPr>
    </w:p>
    <w:p w:rsidR="008C545D" w:rsidRDefault="008C545D" w:rsidP="00B512E5">
      <w:pPr>
        <w:ind w:left="-567"/>
      </w:pPr>
    </w:p>
    <w:p w:rsidR="008C545D" w:rsidRDefault="008C545D" w:rsidP="00B512E5">
      <w:pPr>
        <w:ind w:left="-567"/>
      </w:pPr>
    </w:p>
    <w:p w:rsidR="008C545D" w:rsidRDefault="008C545D" w:rsidP="00B512E5">
      <w:pPr>
        <w:ind w:left="-567"/>
      </w:pPr>
    </w:p>
    <w:p w:rsidR="008C545D" w:rsidRDefault="008C545D" w:rsidP="00B512E5">
      <w:pPr>
        <w:ind w:left="-567"/>
      </w:pPr>
    </w:p>
    <w:p w:rsidR="008C545D" w:rsidRDefault="008C545D" w:rsidP="00B512E5">
      <w:pPr>
        <w:ind w:left="-567"/>
      </w:pPr>
    </w:p>
    <w:p w:rsidR="008C545D" w:rsidRDefault="008C545D" w:rsidP="00B512E5">
      <w:pPr>
        <w:ind w:left="-567"/>
      </w:pPr>
    </w:p>
    <w:p w:rsidR="008C545D" w:rsidRDefault="008C545D" w:rsidP="00B512E5">
      <w:pPr>
        <w:ind w:left="-567"/>
      </w:pPr>
      <w:r w:rsidRPr="008C545D"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-251263</wp:posOffset>
            </wp:positionH>
            <wp:positionV relativeFrom="paragraph">
              <wp:posOffset>228913</wp:posOffset>
            </wp:positionV>
            <wp:extent cx="1662430" cy="316865"/>
            <wp:effectExtent l="0" t="0" r="0" b="6985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243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545D" w:rsidRDefault="008C545D" w:rsidP="00B512E5">
      <w:pPr>
        <w:ind w:left="-567"/>
      </w:pPr>
      <w:r>
        <w:t>- кликабельная, но нерабочая</w:t>
      </w:r>
    </w:p>
    <w:p w:rsidR="008C545D" w:rsidRDefault="008C545D" w:rsidP="00B512E5">
      <w:pPr>
        <w:ind w:left="-567"/>
      </w:pPr>
    </w:p>
    <w:p w:rsidR="008C545D" w:rsidRDefault="008C545D" w:rsidP="00B512E5">
      <w:pPr>
        <w:ind w:left="-567"/>
      </w:pPr>
      <w:r w:rsidRPr="008C545D"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-405130</wp:posOffset>
            </wp:positionH>
            <wp:positionV relativeFrom="paragraph">
              <wp:posOffset>215133</wp:posOffset>
            </wp:positionV>
            <wp:extent cx="6300470" cy="464185"/>
            <wp:effectExtent l="0" t="0" r="5080" b="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Секция 5</w:t>
      </w:r>
    </w:p>
    <w:p w:rsidR="008C545D" w:rsidRDefault="008C545D" w:rsidP="00B512E5">
      <w:pPr>
        <w:ind w:left="-567"/>
      </w:pPr>
    </w:p>
    <w:p w:rsidR="008C545D" w:rsidRDefault="008C545D" w:rsidP="00B512E5">
      <w:pPr>
        <w:ind w:left="-567"/>
      </w:pPr>
      <w:r w:rsidRPr="008C545D"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-370048</wp:posOffset>
            </wp:positionH>
            <wp:positionV relativeFrom="paragraph">
              <wp:posOffset>179070</wp:posOffset>
            </wp:positionV>
            <wp:extent cx="842645" cy="462915"/>
            <wp:effectExtent l="0" t="0" r="0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545D" w:rsidRDefault="008C545D" w:rsidP="00B512E5">
      <w:pPr>
        <w:ind w:left="-567"/>
      </w:pPr>
      <w:r>
        <w:t>- не кликабельная и не рабочая</w:t>
      </w:r>
    </w:p>
    <w:p w:rsidR="008C545D" w:rsidRDefault="008C545D" w:rsidP="00B512E5">
      <w:pPr>
        <w:ind w:left="-567"/>
      </w:pPr>
    </w:p>
    <w:p w:rsidR="0015095F" w:rsidRDefault="0015095F" w:rsidP="00B512E5">
      <w:pPr>
        <w:ind w:left="-567"/>
      </w:pPr>
    </w:p>
    <w:p w:rsidR="0015095F" w:rsidRDefault="0015095F" w:rsidP="00B512E5">
      <w:pPr>
        <w:ind w:left="-567"/>
      </w:pPr>
    </w:p>
    <w:p w:rsidR="008C545D" w:rsidRDefault="0015095F" w:rsidP="00B512E5">
      <w:pPr>
        <w:ind w:left="-567"/>
      </w:pPr>
      <w:r>
        <w:tab/>
      </w:r>
      <w:r>
        <w:tab/>
      </w:r>
      <w:r>
        <w:tab/>
      </w:r>
      <w:r>
        <w:tab/>
      </w:r>
      <w:r>
        <w:tab/>
      </w:r>
      <w:r w:rsidR="008C545D">
        <w:t>Стр</w:t>
      </w:r>
      <w:r>
        <w:t>аница с фильмом</w:t>
      </w:r>
    </w:p>
    <w:p w:rsidR="00CC3F9B" w:rsidRDefault="00C0752E" w:rsidP="00B512E5">
      <w:pPr>
        <w:ind w:left="-567"/>
      </w:pPr>
      <w:r w:rsidRPr="00C0752E"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-720378</wp:posOffset>
            </wp:positionH>
            <wp:positionV relativeFrom="paragraph">
              <wp:posOffset>287655</wp:posOffset>
            </wp:positionV>
            <wp:extent cx="7754909" cy="232913"/>
            <wp:effectExtent l="0" t="0" r="0" b="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4909" cy="232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C3F9B" w:rsidRDefault="00CC3F9B" w:rsidP="00B512E5">
      <w:pPr>
        <w:ind w:left="-567"/>
      </w:pPr>
    </w:p>
    <w:p w:rsidR="008C545D" w:rsidRDefault="00C0752E" w:rsidP="00B512E5">
      <w:pPr>
        <w:ind w:left="-567"/>
      </w:pPr>
      <w:r>
        <w:t xml:space="preserve">- шапка </w:t>
      </w:r>
      <w:r w:rsidR="00D34288">
        <w:t xml:space="preserve">также позиционирпована фиксированно. Все </w:t>
      </w:r>
      <w:proofErr w:type="gramStart"/>
      <w:r w:rsidR="00D34288">
        <w:t>кнопки(</w:t>
      </w:r>
      <w:proofErr w:type="gramEnd"/>
      <w:r w:rsidR="00D34288">
        <w:t xml:space="preserve">и поиск) кликабельные, но не рабочие. </w:t>
      </w:r>
    </w:p>
    <w:p w:rsidR="00D34288" w:rsidRDefault="00D34288" w:rsidP="00B512E5">
      <w:pPr>
        <w:ind w:left="-567"/>
      </w:pPr>
      <w:r w:rsidRPr="00D34288"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-512780</wp:posOffset>
            </wp:positionH>
            <wp:positionV relativeFrom="paragraph">
              <wp:posOffset>155719</wp:posOffset>
            </wp:positionV>
            <wp:extent cx="6300470" cy="962660"/>
            <wp:effectExtent l="0" t="0" r="5080" b="889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4288" w:rsidRPr="00D34288" w:rsidRDefault="00D34288" w:rsidP="00B512E5">
      <w:pPr>
        <w:ind w:left="-567"/>
      </w:pPr>
    </w:p>
    <w:p w:rsidR="008C545D" w:rsidRDefault="008C545D" w:rsidP="00B512E5">
      <w:pPr>
        <w:ind w:left="-567"/>
      </w:pPr>
    </w:p>
    <w:p w:rsidR="00B47FF0" w:rsidRDefault="00B47FF0" w:rsidP="00B512E5">
      <w:pPr>
        <w:ind w:left="-567"/>
      </w:pPr>
    </w:p>
    <w:p w:rsidR="00B47FF0" w:rsidRDefault="00B47FF0" w:rsidP="00B512E5">
      <w:pPr>
        <w:ind w:left="-567"/>
      </w:pPr>
    </w:p>
    <w:p w:rsidR="00B47FF0" w:rsidRDefault="00B47FF0" w:rsidP="00B512E5">
      <w:pPr>
        <w:ind w:left="-567"/>
      </w:pPr>
      <w:r>
        <w:t xml:space="preserve">Верхнюю вкладку </w:t>
      </w:r>
      <w:r w:rsidRPr="00B47FF0">
        <w:t>“</w:t>
      </w:r>
      <w:r>
        <w:t xml:space="preserve">Сейчас доступен на 1 стриминговом </w:t>
      </w:r>
      <w:proofErr w:type="gramStart"/>
      <w:r>
        <w:t>сервисе</w:t>
      </w:r>
      <w:r w:rsidRPr="00B47FF0">
        <w:t>”</w:t>
      </w:r>
      <w:r>
        <w:t xml:space="preserve">  не</w:t>
      </w:r>
      <w:proofErr w:type="gramEnd"/>
      <w:r>
        <w:t xml:space="preserve"> делаю</w:t>
      </w:r>
    </w:p>
    <w:p w:rsidR="00B47FF0" w:rsidRDefault="00B47FF0" w:rsidP="00B512E5">
      <w:pPr>
        <w:ind w:left="-56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B47FF0" w:rsidRDefault="00B47FF0" w:rsidP="00B512E5">
      <w:pPr>
        <w:ind w:left="-56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B47FF0" w:rsidRDefault="00B47FF0" w:rsidP="00B512E5">
      <w:pPr>
        <w:ind w:left="-56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  <w:r w:rsidRPr="00B47FF0">
        <w:rPr>
          <w:rFonts w:ascii="Arial" w:hAnsi="Arial" w:cs="Arial"/>
          <w:noProof/>
          <w:color w:val="78A6B8"/>
          <w:sz w:val="21"/>
          <w:szCs w:val="21"/>
          <w:shd w:val="clear" w:color="auto" w:fill="111924"/>
          <w:lang w:eastAsia="ru-RU"/>
        </w:rPr>
        <w:drawing>
          <wp:inline distT="0" distB="0" distL="0" distR="0" wp14:anchorId="0229D0AF" wp14:editId="66825E33">
            <wp:extent cx="6300470" cy="1287145"/>
            <wp:effectExtent l="0" t="0" r="508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FF0" w:rsidRDefault="00127260" w:rsidP="00B512E5">
      <w:pPr>
        <w:ind w:left="-56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  <w:r>
        <w:t>Все, что я закрасил красным верстать не буду</w:t>
      </w:r>
    </w:p>
    <w:p w:rsidR="00B47FF0" w:rsidRDefault="00127260" w:rsidP="00B512E5">
      <w:pPr>
        <w:ind w:left="-56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  <w:r w:rsidRPr="00127260">
        <w:rPr>
          <w:rFonts w:ascii="Arial" w:hAnsi="Arial" w:cs="Arial"/>
          <w:noProof/>
          <w:color w:val="78A6B8"/>
          <w:sz w:val="21"/>
          <w:szCs w:val="21"/>
          <w:shd w:val="clear" w:color="auto" w:fill="111924"/>
          <w:lang w:eastAsia="ru-RU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-357893</wp:posOffset>
            </wp:positionH>
            <wp:positionV relativeFrom="paragraph">
              <wp:posOffset>1146</wp:posOffset>
            </wp:positionV>
            <wp:extent cx="6300470" cy="3157855"/>
            <wp:effectExtent l="0" t="0" r="5080" b="4445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78A6B8"/>
          <w:sz w:val="21"/>
          <w:szCs w:val="21"/>
          <w:shd w:val="clear" w:color="auto" w:fill="111924"/>
        </w:rPr>
        <w:t xml:space="preserve"> </w:t>
      </w:r>
    </w:p>
    <w:p w:rsidR="00127260" w:rsidRDefault="00127260" w:rsidP="00B512E5">
      <w:pPr>
        <w:ind w:left="-56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127260" w:rsidRDefault="00127260" w:rsidP="00B512E5">
      <w:pPr>
        <w:ind w:left="-56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127260" w:rsidRDefault="00127260" w:rsidP="00B512E5">
      <w:pPr>
        <w:ind w:left="-56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127260" w:rsidRDefault="00127260" w:rsidP="00B512E5">
      <w:pPr>
        <w:ind w:left="-56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127260" w:rsidRDefault="00127260" w:rsidP="00B512E5">
      <w:pPr>
        <w:ind w:left="-56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127260" w:rsidRDefault="00127260" w:rsidP="00B512E5">
      <w:pPr>
        <w:ind w:left="-56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127260" w:rsidRDefault="00127260" w:rsidP="00B512E5">
      <w:pPr>
        <w:ind w:left="-56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127260" w:rsidRDefault="00127260" w:rsidP="00B512E5">
      <w:pPr>
        <w:ind w:left="-56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127260" w:rsidRDefault="00127260" w:rsidP="00B512E5">
      <w:pPr>
        <w:ind w:left="-56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127260" w:rsidRDefault="00127260" w:rsidP="00B512E5">
      <w:pPr>
        <w:ind w:left="-56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127260" w:rsidRDefault="00127260" w:rsidP="00B512E5">
      <w:pPr>
        <w:ind w:left="-56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127260" w:rsidRDefault="00127260" w:rsidP="00127260">
      <w:pPr>
        <w:ind w:left="-56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  <w:r>
        <w:t>Все, что я закрасил красным верстать не буду</w:t>
      </w:r>
    </w:p>
    <w:p w:rsidR="002C6BA2" w:rsidRDefault="00127260" w:rsidP="00464B58">
      <w:pPr>
        <w:ind w:left="-56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  <w:r>
        <w:t>Помимо этого, карточка с провайдером</w:t>
      </w:r>
      <w:r w:rsidR="00464B58">
        <w:t xml:space="preserve"> будет выглядеть так:</w:t>
      </w:r>
      <w:r w:rsidR="00464B58">
        <w:br/>
        <w:t xml:space="preserve">Логотип – длительность фильма - </w:t>
      </w:r>
      <w:r>
        <w:t>стоимость подписки или фильма –</w:t>
      </w:r>
      <w:r w:rsidR="002C6BA2">
        <w:t xml:space="preserve"> кнопка </w:t>
      </w:r>
      <w:r w:rsidR="002C6BA2" w:rsidRPr="002C6BA2">
        <w:t>“</w:t>
      </w:r>
      <w:r w:rsidR="002C6BA2">
        <w:t>Смотреть прямо сейчас</w:t>
      </w:r>
      <w:r w:rsidR="002C6BA2" w:rsidRPr="002C6BA2">
        <w:t>”</w:t>
      </w:r>
      <w:r w:rsidR="002C6BA2">
        <w:t>(желтая)</w:t>
      </w: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  <w:r>
        <w:rPr>
          <w:rFonts w:ascii="Arial" w:hAnsi="Arial" w:cs="Arial"/>
          <w:color w:val="78A6B8"/>
          <w:sz w:val="21"/>
          <w:szCs w:val="21"/>
          <w:shd w:val="clear" w:color="auto" w:fill="111924"/>
        </w:rPr>
        <w:t>…</w:t>
      </w:r>
    </w:p>
    <w:p w:rsidR="002C6BA2" w:rsidRDefault="002C6BA2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  <w:r w:rsidRPr="002C6BA2">
        <w:rPr>
          <w:rFonts w:ascii="Arial" w:hAnsi="Arial" w:cs="Arial"/>
          <w:noProof/>
          <w:color w:val="78A6B8"/>
          <w:sz w:val="21"/>
          <w:szCs w:val="21"/>
          <w:shd w:val="clear" w:color="auto" w:fill="111924"/>
          <w:lang w:eastAsia="ru-RU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-133494</wp:posOffset>
            </wp:positionH>
            <wp:positionV relativeFrom="paragraph">
              <wp:posOffset>815</wp:posOffset>
            </wp:positionV>
            <wp:extent cx="6300470" cy="4538345"/>
            <wp:effectExtent l="0" t="0" r="508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78A6B8"/>
          <w:sz w:val="21"/>
          <w:szCs w:val="21"/>
          <w:shd w:val="clear" w:color="auto" w:fill="111924"/>
        </w:rPr>
        <w:t xml:space="preserve">                                                                                                                                                                     </w:t>
      </w:r>
    </w:p>
    <w:p w:rsidR="002C6BA2" w:rsidRDefault="002C6BA2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2C6BA2" w:rsidRDefault="002C6BA2" w:rsidP="002C6BA2">
      <w:pPr>
        <w:pStyle w:val="a6"/>
        <w:ind w:left="-207"/>
      </w:pPr>
      <w:r>
        <w:t>Трейлеров не будет.</w:t>
      </w:r>
      <w:r w:rsidR="00202159">
        <w:t xml:space="preserve"> Нового года тоже.</w:t>
      </w:r>
    </w:p>
    <w:p w:rsidR="002C6BA2" w:rsidRDefault="00202159" w:rsidP="002C6BA2">
      <w:pPr>
        <w:pStyle w:val="a6"/>
        <w:ind w:left="-207"/>
      </w:pPr>
      <w:r w:rsidRPr="00202159">
        <w:rPr>
          <w:noProof/>
          <w:lang w:eastAsia="ru-RU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-245841</wp:posOffset>
            </wp:positionH>
            <wp:positionV relativeFrom="paragraph">
              <wp:posOffset>182616</wp:posOffset>
            </wp:positionV>
            <wp:extent cx="1849120" cy="4683760"/>
            <wp:effectExtent l="0" t="0" r="0" b="254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12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6BA2" w:rsidRDefault="002C6BA2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2C6BA2" w:rsidRDefault="002C6BA2" w:rsidP="002C6BA2">
      <w:pPr>
        <w:pStyle w:val="a6"/>
        <w:ind w:left="-207"/>
      </w:pPr>
      <w:r>
        <w:t>Что по поводу правого дашборда:</w:t>
      </w:r>
    </w:p>
    <w:p w:rsidR="002C6BA2" w:rsidRDefault="002C6BA2" w:rsidP="002C6BA2">
      <w:pPr>
        <w:pStyle w:val="a6"/>
        <w:ind w:left="153"/>
      </w:pPr>
      <w:r>
        <w:t>-</w:t>
      </w:r>
      <w:r w:rsidR="00202159">
        <w:t xml:space="preserve"> Снизу надписи </w:t>
      </w:r>
      <w:r w:rsidR="00202159" w:rsidRPr="00202159">
        <w:t>“</w:t>
      </w:r>
      <w:r w:rsidR="00202159">
        <w:t>О фильме</w:t>
      </w:r>
      <w:r w:rsidR="00202159" w:rsidRPr="00202159">
        <w:t>”</w:t>
      </w:r>
      <w:r w:rsidR="00202159">
        <w:t xml:space="preserve"> будет располагаться рейтинг в формате</w:t>
      </w:r>
      <w:r w:rsidR="00202159">
        <w:br/>
      </w:r>
      <w:r w:rsidR="00202159" w:rsidRPr="00202159">
        <w:t>“</w:t>
      </w:r>
      <w:r w:rsidR="00202159">
        <w:t>Рейтинг:</w:t>
      </w:r>
      <w:r w:rsidR="00202159" w:rsidRPr="00202159">
        <w:t>&lt;</w:t>
      </w:r>
      <w:r w:rsidR="00202159">
        <w:t>рейтинг</w:t>
      </w:r>
      <w:r w:rsidR="00202159" w:rsidRPr="00202159">
        <w:t>&gt;”</w:t>
      </w:r>
      <w:r w:rsidR="00464B58">
        <w:t>(не рендериться шаблонизатором)</w:t>
      </w:r>
    </w:p>
    <w:p w:rsidR="00202159" w:rsidRPr="00202159" w:rsidRDefault="00202159" w:rsidP="002C6BA2">
      <w:pPr>
        <w:pStyle w:val="a6"/>
        <w:ind w:left="153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2C6BA2" w:rsidRDefault="00202159" w:rsidP="002C6BA2">
      <w:pPr>
        <w:pStyle w:val="a6"/>
        <w:ind w:left="-207"/>
      </w:pPr>
      <w:r>
        <w:t>Все остальное как на картинке. Все что закрасил красным не верстаю.</w:t>
      </w:r>
    </w:p>
    <w:p w:rsidR="00202159" w:rsidRDefault="00202159" w:rsidP="002C6BA2">
      <w:pPr>
        <w:pStyle w:val="a6"/>
        <w:ind w:left="-207"/>
      </w:pPr>
    </w:p>
    <w:p w:rsidR="00464B58" w:rsidRDefault="00464B58" w:rsidP="002C6BA2">
      <w:pPr>
        <w:pStyle w:val="a6"/>
        <w:ind w:left="-207"/>
      </w:pPr>
      <w:r>
        <w:t>Кнопки лайки, дизлайки, НИЧЕГО НЕ РАБОТАЕТ!</w:t>
      </w:r>
      <w:r>
        <w:br/>
      </w:r>
    </w:p>
    <w:p w:rsidR="00202159" w:rsidRPr="00202159" w:rsidRDefault="00464B58" w:rsidP="002C6BA2">
      <w:pPr>
        <w:pStyle w:val="a6"/>
        <w:ind w:left="-207"/>
      </w:pPr>
      <w:r>
        <w:t>При авторизованном входе пользователь может на домашней странице пролайкать фильм.</w:t>
      </w:r>
      <w:r>
        <w:br/>
      </w:r>
      <w:r w:rsidR="00202159">
        <w:br/>
      </w:r>
      <w:r w:rsidR="00202159">
        <w:br/>
        <w:t xml:space="preserve">Ссылка на режиссера тоже </w:t>
      </w:r>
      <w:r w:rsidR="00792827">
        <w:t xml:space="preserve">не </w:t>
      </w:r>
      <w:r w:rsidR="00202159">
        <w:t>работает</w:t>
      </w:r>
      <w:r w:rsidR="00792827">
        <w:t>.</w:t>
      </w:r>
    </w:p>
    <w:p w:rsidR="00202159" w:rsidRPr="00202159" w:rsidRDefault="00202159" w:rsidP="002C6BA2">
      <w:pPr>
        <w:pStyle w:val="a6"/>
        <w:ind w:left="-207"/>
      </w:pPr>
    </w:p>
    <w:p w:rsidR="00202159" w:rsidRDefault="00202159" w:rsidP="002C6BA2">
      <w:pPr>
        <w:pStyle w:val="a6"/>
        <w:ind w:left="-207"/>
      </w:pPr>
    </w:p>
    <w:p w:rsidR="00202159" w:rsidRDefault="00202159" w:rsidP="002C6BA2">
      <w:pPr>
        <w:pStyle w:val="a6"/>
        <w:ind w:left="-207"/>
      </w:pPr>
    </w:p>
    <w:p w:rsidR="00202159" w:rsidRDefault="00202159" w:rsidP="002C6BA2">
      <w:pPr>
        <w:pStyle w:val="a6"/>
        <w:ind w:left="-207"/>
      </w:pPr>
    </w:p>
    <w:p w:rsidR="00202159" w:rsidRDefault="00202159" w:rsidP="002C6BA2">
      <w:pPr>
        <w:pStyle w:val="a6"/>
        <w:ind w:left="-207"/>
      </w:pPr>
    </w:p>
    <w:p w:rsidR="00202159" w:rsidRDefault="00202159" w:rsidP="002C6BA2">
      <w:pPr>
        <w:pStyle w:val="a6"/>
        <w:ind w:left="-207"/>
      </w:pPr>
    </w:p>
    <w:p w:rsidR="00202159" w:rsidRDefault="00202159" w:rsidP="002C6BA2">
      <w:pPr>
        <w:pStyle w:val="a6"/>
        <w:ind w:left="-207"/>
      </w:pPr>
    </w:p>
    <w:p w:rsidR="00202159" w:rsidRDefault="00202159" w:rsidP="002C6BA2">
      <w:pPr>
        <w:pStyle w:val="a6"/>
        <w:ind w:left="-207"/>
      </w:pPr>
    </w:p>
    <w:p w:rsidR="00202159" w:rsidRDefault="00202159" w:rsidP="002C6BA2">
      <w:pPr>
        <w:pStyle w:val="a6"/>
        <w:ind w:left="-207"/>
      </w:pPr>
    </w:p>
    <w:p w:rsidR="00202159" w:rsidRDefault="00202159" w:rsidP="002C6BA2">
      <w:pPr>
        <w:pStyle w:val="a6"/>
        <w:ind w:left="-207"/>
      </w:pPr>
    </w:p>
    <w:p w:rsidR="00202159" w:rsidRDefault="00202159" w:rsidP="002C6BA2">
      <w:pPr>
        <w:pStyle w:val="a6"/>
        <w:ind w:left="-207"/>
      </w:pPr>
    </w:p>
    <w:p w:rsidR="00202159" w:rsidRDefault="00202159" w:rsidP="002C6BA2">
      <w:pPr>
        <w:pStyle w:val="a6"/>
        <w:ind w:left="-207"/>
      </w:pPr>
    </w:p>
    <w:p w:rsidR="00202159" w:rsidRDefault="00202159" w:rsidP="002C6BA2">
      <w:pPr>
        <w:pStyle w:val="a6"/>
        <w:ind w:left="-207"/>
      </w:pPr>
    </w:p>
    <w:p w:rsidR="00202159" w:rsidRDefault="00202159" w:rsidP="002C6BA2">
      <w:pPr>
        <w:pStyle w:val="a6"/>
        <w:ind w:left="-207"/>
      </w:pPr>
    </w:p>
    <w:p w:rsidR="00202159" w:rsidRDefault="00202159" w:rsidP="002C6BA2">
      <w:pPr>
        <w:pStyle w:val="a6"/>
        <w:ind w:left="-207"/>
      </w:pPr>
    </w:p>
    <w:p w:rsidR="00202159" w:rsidRDefault="00202159" w:rsidP="002C6BA2">
      <w:pPr>
        <w:pStyle w:val="a6"/>
        <w:ind w:left="-207"/>
      </w:pPr>
    </w:p>
    <w:p w:rsidR="00202159" w:rsidRDefault="00792827" w:rsidP="002C6BA2">
      <w:pPr>
        <w:pStyle w:val="a6"/>
        <w:ind w:left="-207"/>
      </w:pPr>
      <w:r w:rsidRPr="00792827">
        <w:rPr>
          <w:noProof/>
          <w:lang w:eastAsia="ru-RU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-133494</wp:posOffset>
            </wp:positionH>
            <wp:positionV relativeFrom="paragraph">
              <wp:posOffset>1090</wp:posOffset>
            </wp:positionV>
            <wp:extent cx="5487166" cy="6106377"/>
            <wp:effectExtent l="0" t="0" r="0" b="889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2159" w:rsidRDefault="00202159" w:rsidP="002C6BA2">
      <w:pPr>
        <w:pStyle w:val="a6"/>
        <w:ind w:left="-207"/>
      </w:pPr>
    </w:p>
    <w:p w:rsidR="00202159" w:rsidRDefault="00202159" w:rsidP="002C6BA2">
      <w:pPr>
        <w:pStyle w:val="a6"/>
        <w:ind w:left="-207"/>
      </w:pPr>
    </w:p>
    <w:p w:rsidR="00202159" w:rsidRDefault="00202159" w:rsidP="002C6BA2">
      <w:pPr>
        <w:pStyle w:val="a6"/>
        <w:ind w:left="-207"/>
      </w:pPr>
    </w:p>
    <w:p w:rsidR="00202159" w:rsidRDefault="00202159" w:rsidP="002C6BA2">
      <w:pPr>
        <w:pStyle w:val="a6"/>
        <w:ind w:left="-207"/>
      </w:pPr>
    </w:p>
    <w:p w:rsidR="00202159" w:rsidRDefault="00202159" w:rsidP="002C6BA2">
      <w:pPr>
        <w:pStyle w:val="a6"/>
        <w:ind w:left="-207"/>
      </w:pPr>
    </w:p>
    <w:p w:rsidR="00202159" w:rsidRDefault="00202159" w:rsidP="002C6BA2">
      <w:pPr>
        <w:pStyle w:val="a6"/>
        <w:ind w:left="-207"/>
      </w:pPr>
    </w:p>
    <w:p w:rsidR="00202159" w:rsidRDefault="00202159" w:rsidP="002C6BA2">
      <w:pPr>
        <w:pStyle w:val="a6"/>
        <w:ind w:left="-207"/>
      </w:pPr>
    </w:p>
    <w:p w:rsidR="00202159" w:rsidRPr="00202159" w:rsidRDefault="00202159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2C6BA2" w:rsidRDefault="002C6BA2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2C6BA2" w:rsidRDefault="002C6BA2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2C6BA2" w:rsidRDefault="002C6BA2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2C6BA2" w:rsidRDefault="002C6BA2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2C6BA2" w:rsidRDefault="002C6BA2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2C6BA2" w:rsidRDefault="002C6BA2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2C6BA2" w:rsidRDefault="002C6BA2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2C6BA2" w:rsidRDefault="002C6BA2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2C6BA2" w:rsidRDefault="002C6BA2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2C6BA2" w:rsidRDefault="002C6BA2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2C6BA2" w:rsidRDefault="002C6BA2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2C6BA2" w:rsidRDefault="002C6BA2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2C6BA2" w:rsidRDefault="002C6BA2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2C6BA2" w:rsidRDefault="002C6BA2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2C6BA2" w:rsidRDefault="002C6BA2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2C6BA2" w:rsidRDefault="002C6BA2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2C6BA2" w:rsidRDefault="002C6BA2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2C6BA2" w:rsidRDefault="002C6BA2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2C6BA2" w:rsidRDefault="002C6BA2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  <w:r w:rsidRPr="00792827">
        <w:rPr>
          <w:rFonts w:ascii="Arial" w:hAnsi="Arial" w:cs="Arial"/>
          <w:noProof/>
          <w:color w:val="78A6B8"/>
          <w:sz w:val="21"/>
          <w:szCs w:val="21"/>
          <w:shd w:val="clear" w:color="auto" w:fill="111924"/>
          <w:lang w:eastAsia="ru-RU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-211623</wp:posOffset>
            </wp:positionH>
            <wp:positionV relativeFrom="paragraph">
              <wp:posOffset>1450340</wp:posOffset>
            </wp:positionV>
            <wp:extent cx="6300470" cy="1121410"/>
            <wp:effectExtent l="0" t="0" r="5080" b="254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78A6B8"/>
          <w:sz w:val="21"/>
          <w:szCs w:val="21"/>
          <w:shd w:val="clear" w:color="auto" w:fill="111924"/>
        </w:rPr>
        <w:t>Вот этого всего не будет.</w:t>
      </w:r>
      <w:r>
        <w:rPr>
          <w:rFonts w:ascii="Arial" w:hAnsi="Arial" w:cs="Arial"/>
          <w:color w:val="78A6B8"/>
          <w:sz w:val="21"/>
          <w:szCs w:val="21"/>
          <w:shd w:val="clear" w:color="auto" w:fill="111924"/>
        </w:rPr>
        <w:br/>
      </w:r>
      <w:r>
        <w:rPr>
          <w:rFonts w:ascii="Arial" w:hAnsi="Arial" w:cs="Arial"/>
          <w:color w:val="78A6B8"/>
          <w:sz w:val="21"/>
          <w:szCs w:val="21"/>
          <w:shd w:val="clear" w:color="auto" w:fill="111924"/>
        </w:rPr>
        <w:br/>
      </w:r>
      <w:r>
        <w:rPr>
          <w:rFonts w:ascii="Arial" w:hAnsi="Arial" w:cs="Arial"/>
          <w:color w:val="78A6B8"/>
          <w:sz w:val="21"/>
          <w:szCs w:val="21"/>
          <w:shd w:val="clear" w:color="auto" w:fill="111924"/>
        </w:rPr>
        <w:br/>
      </w:r>
      <w:r>
        <w:rPr>
          <w:rFonts w:ascii="Arial" w:hAnsi="Arial" w:cs="Arial"/>
          <w:color w:val="78A6B8"/>
          <w:sz w:val="21"/>
          <w:szCs w:val="21"/>
          <w:shd w:val="clear" w:color="auto" w:fill="111924"/>
        </w:rPr>
        <w:br/>
      </w:r>
      <w:r>
        <w:rPr>
          <w:rFonts w:ascii="Arial" w:hAnsi="Arial" w:cs="Arial"/>
          <w:color w:val="78A6B8"/>
          <w:sz w:val="21"/>
          <w:szCs w:val="21"/>
          <w:shd w:val="clear" w:color="auto" w:fill="111924"/>
        </w:rPr>
        <w:br/>
      </w:r>
      <w:r>
        <w:rPr>
          <w:rFonts w:ascii="Arial" w:hAnsi="Arial" w:cs="Arial"/>
          <w:color w:val="78A6B8"/>
          <w:sz w:val="21"/>
          <w:szCs w:val="21"/>
          <w:shd w:val="clear" w:color="auto" w:fill="111924"/>
        </w:rPr>
        <w:br/>
        <w:t>А вот это футер: Тут все ссылки кликабельные, но не рабочие.</w:t>
      </w: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rFonts w:ascii="Arial" w:hAnsi="Arial" w:cs="Arial"/>
          <w:color w:val="78A6B8"/>
          <w:sz w:val="21"/>
          <w:szCs w:val="21"/>
          <w:shd w:val="clear" w:color="auto" w:fill="111924"/>
        </w:rPr>
      </w:pPr>
    </w:p>
    <w:p w:rsidR="00792827" w:rsidRDefault="00792827" w:rsidP="002C6BA2">
      <w:pPr>
        <w:pStyle w:val="a6"/>
        <w:ind w:left="-207"/>
        <w:rPr>
          <w:sz w:val="44"/>
          <w:szCs w:val="44"/>
        </w:rPr>
      </w:pPr>
      <w:r>
        <w:rPr>
          <w:sz w:val="44"/>
          <w:szCs w:val="44"/>
        </w:rPr>
        <w:tab/>
      </w:r>
      <w:r>
        <w:rPr>
          <w:sz w:val="44"/>
          <w:szCs w:val="44"/>
        </w:rPr>
        <w:tab/>
      </w:r>
      <w:r>
        <w:rPr>
          <w:sz w:val="44"/>
          <w:szCs w:val="44"/>
        </w:rPr>
        <w:tab/>
      </w:r>
      <w:r>
        <w:rPr>
          <w:sz w:val="44"/>
          <w:szCs w:val="44"/>
        </w:rPr>
        <w:tab/>
      </w:r>
      <w:r>
        <w:rPr>
          <w:sz w:val="44"/>
          <w:szCs w:val="44"/>
        </w:rPr>
        <w:tab/>
      </w:r>
      <w:r w:rsidRPr="00792827">
        <w:rPr>
          <w:sz w:val="44"/>
          <w:szCs w:val="44"/>
        </w:rPr>
        <w:t>Важные моменты</w:t>
      </w:r>
    </w:p>
    <w:p w:rsidR="00792827" w:rsidRDefault="00792827" w:rsidP="002C6BA2">
      <w:pPr>
        <w:pStyle w:val="a6"/>
        <w:ind w:left="-207"/>
        <w:rPr>
          <w:sz w:val="24"/>
          <w:szCs w:val="24"/>
        </w:rPr>
      </w:pPr>
      <w:r w:rsidRPr="00792827">
        <w:rPr>
          <w:sz w:val="24"/>
          <w:szCs w:val="24"/>
        </w:rPr>
        <w:t>После того, как</w:t>
      </w:r>
      <w:r>
        <w:rPr>
          <w:sz w:val="24"/>
          <w:szCs w:val="24"/>
        </w:rPr>
        <w:t xml:space="preserve"> юзер вошел в личный кабинет, вместо кнопки </w:t>
      </w:r>
      <w:r w:rsidRPr="00792827">
        <w:rPr>
          <w:sz w:val="24"/>
          <w:szCs w:val="24"/>
        </w:rPr>
        <w:t>“</w:t>
      </w:r>
      <w:r>
        <w:rPr>
          <w:sz w:val="24"/>
          <w:szCs w:val="24"/>
        </w:rPr>
        <w:t>Войти</w:t>
      </w:r>
      <w:r w:rsidRPr="00792827">
        <w:rPr>
          <w:sz w:val="24"/>
          <w:szCs w:val="24"/>
        </w:rPr>
        <w:t>”</w:t>
      </w:r>
      <w:r>
        <w:rPr>
          <w:sz w:val="24"/>
          <w:szCs w:val="24"/>
        </w:rPr>
        <w:t xml:space="preserve"> будет</w:t>
      </w:r>
      <w:r w:rsidR="00464B58">
        <w:rPr>
          <w:sz w:val="24"/>
          <w:szCs w:val="24"/>
        </w:rPr>
        <w:t xml:space="preserve"> написано </w:t>
      </w:r>
      <w:r w:rsidR="00464B58" w:rsidRPr="00464B58">
        <w:rPr>
          <w:sz w:val="24"/>
          <w:szCs w:val="24"/>
        </w:rPr>
        <w:t>“</w:t>
      </w:r>
      <w:r w:rsidR="00464B58">
        <w:rPr>
          <w:sz w:val="24"/>
          <w:szCs w:val="24"/>
        </w:rPr>
        <w:t>Вы авторизованы</w:t>
      </w:r>
      <w:r w:rsidR="00464B58" w:rsidRPr="00464B58">
        <w:rPr>
          <w:sz w:val="24"/>
          <w:szCs w:val="24"/>
        </w:rPr>
        <w:t>”</w:t>
      </w:r>
      <w:r>
        <w:rPr>
          <w:sz w:val="24"/>
          <w:szCs w:val="24"/>
        </w:rPr>
        <w:t xml:space="preserve">. </w:t>
      </w:r>
    </w:p>
    <w:p w:rsidR="00792827" w:rsidRDefault="00792827" w:rsidP="002C6BA2">
      <w:pPr>
        <w:pStyle w:val="a6"/>
        <w:ind w:left="-207"/>
        <w:rPr>
          <w:sz w:val="24"/>
          <w:szCs w:val="24"/>
        </w:rPr>
      </w:pPr>
    </w:p>
    <w:p w:rsidR="00792827" w:rsidRDefault="00792827" w:rsidP="002C6BA2">
      <w:pPr>
        <w:pStyle w:val="a6"/>
        <w:ind w:left="-207"/>
        <w:rPr>
          <w:sz w:val="24"/>
          <w:szCs w:val="24"/>
        </w:rPr>
      </w:pPr>
    </w:p>
    <w:p w:rsidR="00792827" w:rsidRDefault="00792827" w:rsidP="002C6BA2">
      <w:pPr>
        <w:pStyle w:val="a6"/>
        <w:ind w:left="-207"/>
        <w:rPr>
          <w:sz w:val="24"/>
          <w:szCs w:val="24"/>
        </w:rPr>
      </w:pPr>
    </w:p>
    <w:p w:rsidR="00792827" w:rsidRDefault="00792827" w:rsidP="002C6BA2">
      <w:pPr>
        <w:pStyle w:val="a6"/>
        <w:ind w:left="-207"/>
        <w:rPr>
          <w:sz w:val="24"/>
          <w:szCs w:val="24"/>
        </w:rPr>
      </w:pPr>
    </w:p>
    <w:p w:rsidR="00792827" w:rsidRPr="00792827" w:rsidRDefault="00792827" w:rsidP="002C6BA2">
      <w:pPr>
        <w:pStyle w:val="a6"/>
        <w:ind w:left="-207"/>
        <w:rPr>
          <w:rFonts w:ascii="Arial" w:hAnsi="Arial" w:cs="Arial"/>
          <w:color w:val="78A6B8"/>
          <w:sz w:val="24"/>
          <w:szCs w:val="24"/>
          <w:shd w:val="clear" w:color="auto" w:fill="111924"/>
        </w:rPr>
      </w:pPr>
    </w:p>
    <w:sectPr w:rsidR="00792827" w:rsidRPr="00792827" w:rsidSect="00046DC0">
      <w:pgSz w:w="11906" w:h="16838"/>
      <w:pgMar w:top="284" w:right="850" w:bottom="142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326B54"/>
    <w:multiLevelType w:val="hybridMultilevel"/>
    <w:tmpl w:val="D5C6963A"/>
    <w:lvl w:ilvl="0" w:tplc="B066C366">
      <w:numFmt w:val="bullet"/>
      <w:lvlText w:val="-"/>
      <w:lvlJc w:val="left"/>
      <w:pPr>
        <w:ind w:left="-207" w:hanging="360"/>
      </w:pPr>
      <w:rPr>
        <w:rFonts w:ascii="Calibri" w:eastAsiaTheme="minorHAnsi" w:hAnsi="Calibri" w:cs="Calibri" w:hint="default"/>
        <w:color w:val="auto"/>
        <w:sz w:val="22"/>
      </w:rPr>
    </w:lvl>
    <w:lvl w:ilvl="1" w:tplc="04190003" w:tentative="1">
      <w:start w:val="1"/>
      <w:numFmt w:val="bullet"/>
      <w:lvlText w:val="o"/>
      <w:lvlJc w:val="left"/>
      <w:pPr>
        <w:ind w:left="51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23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95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67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39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11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83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553" w:hanging="360"/>
      </w:pPr>
      <w:rPr>
        <w:rFonts w:ascii="Wingdings" w:hAnsi="Wingdings" w:hint="default"/>
      </w:rPr>
    </w:lvl>
  </w:abstractNum>
  <w:abstractNum w:abstractNumId="1" w15:restartNumberingAfterBreak="0">
    <w:nsid w:val="162C3E43"/>
    <w:multiLevelType w:val="hybridMultilevel"/>
    <w:tmpl w:val="CB3C4DDA"/>
    <w:lvl w:ilvl="0" w:tplc="C1240BD2">
      <w:start w:val="1"/>
      <w:numFmt w:val="decimal"/>
      <w:lvlText w:val="%1)"/>
      <w:lvlJc w:val="left"/>
      <w:pPr>
        <w:ind w:left="153" w:hanging="360"/>
      </w:pPr>
      <w:rPr>
        <w:rFonts w:asciiTheme="minorHAnsi" w:hAnsiTheme="minorHAnsi" w:cstheme="minorBidi" w:hint="default"/>
        <w:color w:val="auto"/>
        <w:sz w:val="22"/>
      </w:r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num w:numId="1">
    <w:abstractNumId w:val="0"/>
  </w:num>
  <w:num w:numId="2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Saimon 911">
    <w15:presenceInfo w15:providerId="Windows Live" w15:userId="cd740ed5d0ceeda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12E5"/>
    <w:rsid w:val="00046DC0"/>
    <w:rsid w:val="00106ACC"/>
    <w:rsid w:val="00127260"/>
    <w:rsid w:val="0015095F"/>
    <w:rsid w:val="00202159"/>
    <w:rsid w:val="002C6BA2"/>
    <w:rsid w:val="00464B58"/>
    <w:rsid w:val="004A19DA"/>
    <w:rsid w:val="00745FE5"/>
    <w:rsid w:val="00792827"/>
    <w:rsid w:val="008A3F16"/>
    <w:rsid w:val="008C545D"/>
    <w:rsid w:val="00961723"/>
    <w:rsid w:val="00A56023"/>
    <w:rsid w:val="00B47FF0"/>
    <w:rsid w:val="00B50A20"/>
    <w:rsid w:val="00B512E5"/>
    <w:rsid w:val="00C0752E"/>
    <w:rsid w:val="00CC3F9B"/>
    <w:rsid w:val="00D34288"/>
    <w:rsid w:val="00F35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DF798B"/>
  <w15:chartTrackingRefBased/>
  <w15:docId w15:val="{57383BF5-5BD1-4C0B-A39D-B7C05523D9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50A2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B50A20"/>
    <w:rPr>
      <w:rFonts w:ascii="Segoe UI" w:hAnsi="Segoe UI" w:cs="Segoe UI"/>
      <w:sz w:val="18"/>
      <w:szCs w:val="18"/>
    </w:rPr>
  </w:style>
  <w:style w:type="paragraph" w:styleId="a5">
    <w:name w:val="Revision"/>
    <w:hidden/>
    <w:uiPriority w:val="99"/>
    <w:semiHidden/>
    <w:rsid w:val="00B50A20"/>
    <w:pPr>
      <w:spacing w:after="0" w:line="240" w:lineRule="auto"/>
    </w:pPr>
  </w:style>
  <w:style w:type="paragraph" w:styleId="a6">
    <w:name w:val="List Paragraph"/>
    <w:basedOn w:val="a"/>
    <w:uiPriority w:val="34"/>
    <w:qFormat/>
    <w:rsid w:val="002C6B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A91376-6FB4-4115-8EE9-573FA81C2B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406</Words>
  <Characters>2320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Saimon 911</dc:creator>
  <cp:keywords/>
  <dc:description/>
  <cp:lastModifiedBy>Saimon 911</cp:lastModifiedBy>
  <cp:revision>4</cp:revision>
  <dcterms:created xsi:type="dcterms:W3CDTF">2025-01-14T20:12:00Z</dcterms:created>
  <dcterms:modified xsi:type="dcterms:W3CDTF">2025-02-28T22:07:00Z</dcterms:modified>
</cp:coreProperties>
</file>